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85504" w14:textId="7B309CAE" w:rsidR="00DC78B9" w:rsidRPr="002A7DEE" w:rsidRDefault="00FD542B" w:rsidP="002A7DEE">
      <w:pPr>
        <w:rPr>
          <w:i/>
          <w:iCs/>
          <w:sz w:val="20"/>
          <w:szCs w:val="20"/>
        </w:rPr>
      </w:pPr>
      <w:r w:rsidRPr="00E93391">
        <w:rPr>
          <w:b/>
          <w:bCs/>
          <w:sz w:val="24"/>
          <w:szCs w:val="24"/>
        </w:rPr>
        <w:t xml:space="preserve">Besprechung mit Christoph </w:t>
      </w:r>
      <w:proofErr w:type="spellStart"/>
      <w:r w:rsidRPr="00E93391">
        <w:rPr>
          <w:b/>
          <w:bCs/>
          <w:sz w:val="24"/>
          <w:szCs w:val="24"/>
        </w:rPr>
        <w:t>Nänni</w:t>
      </w:r>
      <w:proofErr w:type="spellEnd"/>
      <w:r w:rsidRPr="00E93391">
        <w:rPr>
          <w:b/>
          <w:bCs/>
          <w:sz w:val="24"/>
          <w:szCs w:val="24"/>
        </w:rPr>
        <w:t xml:space="preserve"> </w:t>
      </w:r>
      <w:r w:rsidR="00FB02DF" w:rsidRPr="00E93391">
        <w:rPr>
          <w:b/>
          <w:bCs/>
          <w:sz w:val="24"/>
          <w:szCs w:val="24"/>
        </w:rPr>
        <w:t>vom 06.12.2023</w:t>
      </w:r>
      <w:r w:rsidR="00FB02DF">
        <w:rPr>
          <w:b/>
          <w:bCs/>
        </w:rPr>
        <w:br/>
      </w:r>
      <w:r w:rsidRPr="002A7DEE">
        <w:rPr>
          <w:i/>
          <w:iCs/>
          <w:sz w:val="20"/>
          <w:szCs w:val="20"/>
        </w:rPr>
        <w:t>(Bereichsleiter Geologie &amp; Naturgefahren, Tiefbauamt Graubünden)</w:t>
      </w:r>
    </w:p>
    <w:p w14:paraId="5D152A65" w14:textId="22D50CCC" w:rsidR="00FD542B" w:rsidRPr="00FD542B" w:rsidRDefault="00FD542B">
      <w:pPr>
        <w:rPr>
          <w:u w:val="single"/>
        </w:rPr>
      </w:pPr>
      <w:commentRangeStart w:id="0"/>
      <w:proofErr w:type="spellStart"/>
      <w:r w:rsidRPr="00FD542B">
        <w:rPr>
          <w:u w:val="single"/>
        </w:rPr>
        <w:t>Gefahren</w:t>
      </w:r>
      <w:del w:id="1" w:author="Nabil Mikhael (s)" w:date="2023-12-29T09:46:00Z">
        <w:r w:rsidRPr="00FD542B" w:rsidDel="004000D5">
          <w:rPr>
            <w:u w:val="single"/>
          </w:rPr>
          <w:delText>- und Risiko</w:delText>
        </w:r>
      </w:del>
      <w:r w:rsidRPr="00FD542B">
        <w:rPr>
          <w:u w:val="single"/>
        </w:rPr>
        <w:t>beurteilung</w:t>
      </w:r>
      <w:commentRangeEnd w:id="0"/>
      <w:r w:rsidR="00D9569D">
        <w:rPr>
          <w:rStyle w:val="Kommentarzeichen"/>
        </w:rPr>
        <w:commentReference w:id="0"/>
      </w:r>
      <w:proofErr w:type="spellEnd"/>
    </w:p>
    <w:p w14:paraId="4A8366CD" w14:textId="28C01A1B" w:rsidR="00FD542B" w:rsidRDefault="00FD542B">
      <w:r>
        <w:t>Die Gefahrenbeurteilung geschieht durch einen Geologen anhand von folgenden Merkmalen:</w:t>
      </w:r>
    </w:p>
    <w:p w14:paraId="2A13CF91" w14:textId="64877E8B" w:rsidR="00FD542B" w:rsidRDefault="00FD542B" w:rsidP="00FD542B">
      <w:pPr>
        <w:pStyle w:val="Listenabsatz"/>
        <w:numPr>
          <w:ilvl w:val="0"/>
          <w:numId w:val="1"/>
        </w:numPr>
      </w:pPr>
      <w:r>
        <w:t>Ausbruchbereich</w:t>
      </w:r>
    </w:p>
    <w:p w14:paraId="71CAD3CB" w14:textId="698C3E5A" w:rsidR="00FD542B" w:rsidRDefault="00FD542B" w:rsidP="00FD542B">
      <w:pPr>
        <w:pStyle w:val="Listenabsatz"/>
        <w:numPr>
          <w:ilvl w:val="0"/>
          <w:numId w:val="1"/>
        </w:numPr>
      </w:pPr>
      <w:r>
        <w:t>Translationsgebiet</w:t>
      </w:r>
    </w:p>
    <w:p w14:paraId="08B7F5AB" w14:textId="5CB8EB14" w:rsidR="00FD542B" w:rsidRDefault="00FD542B" w:rsidP="00FD542B">
      <w:pPr>
        <w:pStyle w:val="Listenabsatz"/>
        <w:numPr>
          <w:ilvl w:val="0"/>
          <w:numId w:val="1"/>
        </w:numPr>
      </w:pPr>
      <w:r>
        <w:t>Ablagerungsgebiet</w:t>
      </w:r>
    </w:p>
    <w:p w14:paraId="5C20636E" w14:textId="383C21BA" w:rsidR="00FD542B" w:rsidRDefault="00FD542B" w:rsidP="00FD542B">
      <w:r>
        <w:t>Der Beschrieb der Gefährdung geschieht durch folgende Methoden:</w:t>
      </w:r>
    </w:p>
    <w:p w14:paraId="61DE98C7" w14:textId="4959938D" w:rsidR="00FD542B" w:rsidRDefault="00FD542B" w:rsidP="00FD542B">
      <w:pPr>
        <w:pStyle w:val="Listenabsatz"/>
        <w:numPr>
          <w:ilvl w:val="0"/>
          <w:numId w:val="1"/>
        </w:numPr>
      </w:pPr>
      <w:r>
        <w:t xml:space="preserve">Geologische Beschreibung (Karte der Phänomene / </w:t>
      </w:r>
      <w:proofErr w:type="spellStart"/>
      <w:r>
        <w:t>Kluftmessungen</w:t>
      </w:r>
      <w:proofErr w:type="spellEnd"/>
      <w:r>
        <w:t xml:space="preserve"> </w:t>
      </w:r>
      <w:r w:rsidR="00DC78B9">
        <w:t>im Felsen</w:t>
      </w:r>
      <w:r>
        <w:t xml:space="preserve"> /Erkennen der Sturzkörpervolumen / Einteilung in Szenarien / Wiederkehrperioden (z.B. monatlich, jährlich, 10-/30-/100-jährlich)</w:t>
      </w:r>
      <w:r w:rsidR="004000D5">
        <w:t xml:space="preserve"> </w:t>
      </w:r>
    </w:p>
    <w:p w14:paraId="445CE889" w14:textId="0E969269" w:rsidR="00DC78B9" w:rsidRPr="0010624A" w:rsidRDefault="00FD542B" w:rsidP="00FD542B">
      <w:pPr>
        <w:pStyle w:val="Listenabsatz"/>
        <w:numPr>
          <w:ilvl w:val="0"/>
          <w:numId w:val="1"/>
        </w:numPr>
      </w:pPr>
      <w:r>
        <w:t xml:space="preserve">Beschreibung anhand von Daten und Modellen (Reichweiten, Geschwindigkeiten, Energien, Sprunghöhen der Stürze durch Modellierung mittels Software (z.B. </w:t>
      </w:r>
      <w:proofErr w:type="spellStart"/>
      <w:r>
        <w:t>Rockscience</w:t>
      </w:r>
      <w:proofErr w:type="spellEnd"/>
      <w:r>
        <w:t>, Ramms, etc.)</w:t>
      </w:r>
    </w:p>
    <w:p w14:paraId="295B4E97" w14:textId="70313ED2" w:rsidR="00FD542B" w:rsidRPr="00DC78B9" w:rsidRDefault="00FD542B" w:rsidP="00FD542B">
      <w:pPr>
        <w:rPr>
          <w:u w:val="single"/>
        </w:rPr>
      </w:pPr>
      <w:commentRangeStart w:id="2"/>
      <w:del w:id="3" w:author="Nabil Mikhael (s)" w:date="2023-12-29T09:46:00Z">
        <w:r w:rsidRPr="00DC78B9" w:rsidDel="004000D5">
          <w:rPr>
            <w:u w:val="single"/>
          </w:rPr>
          <w:delText>Risikoabklärung</w:delText>
        </w:r>
      </w:del>
      <w:ins w:id="4" w:author="Nabil Mikhael (s)" w:date="2023-12-29T09:46:00Z">
        <w:r w:rsidR="004000D5">
          <w:rPr>
            <w:u w:val="single"/>
          </w:rPr>
          <w:t>Risikobeurteilung</w:t>
        </w:r>
      </w:ins>
      <w:commentRangeEnd w:id="2"/>
      <w:ins w:id="5" w:author="Nabil Mikhael (s)" w:date="2023-12-29T09:49:00Z">
        <w:r w:rsidR="004000D5">
          <w:rPr>
            <w:rStyle w:val="Kommentarzeichen"/>
          </w:rPr>
          <w:commentReference w:id="2"/>
        </w:r>
      </w:ins>
    </w:p>
    <w:p w14:paraId="38FDD527" w14:textId="3A50A740" w:rsidR="00FD542B" w:rsidRDefault="00FD542B" w:rsidP="00DC78B9">
      <w:pPr>
        <w:pStyle w:val="Listenabsatz"/>
        <w:numPr>
          <w:ilvl w:val="0"/>
          <w:numId w:val="1"/>
        </w:numPr>
        <w:rPr>
          <w:ins w:id="6" w:author="Nabil Mikhael (s)" w:date="2023-12-29T09:57:00Z"/>
        </w:rPr>
      </w:pPr>
      <w:r>
        <w:t xml:space="preserve">Das Risiko ergibt sich aus der Gefahr (Sturzkörpergrösse </w:t>
      </w:r>
      <w:r w:rsidR="00FE2D95">
        <w:t xml:space="preserve">und Wiederkehrdauer) und dem </w:t>
      </w:r>
      <w:r w:rsidR="00DC78B9">
        <w:t>Schaden,</w:t>
      </w:r>
      <w:r w:rsidR="00FE2D95">
        <w:t xml:space="preserve"> der angerichtet wird (Schadenswahrscheinlichkeit x Schadensgrösse). D.h. bei einer Strasse mit viel Verkehr entsteht grösserer Schaden</w:t>
      </w:r>
      <w:r w:rsidR="00DC78B9">
        <w:t xml:space="preserve"> bedeutet</w:t>
      </w:r>
      <w:r w:rsidR="00FE2D95">
        <w:t xml:space="preserve"> das Risiko ist grösser als auf einer Strasse mit wenig Verkehr.</w:t>
      </w:r>
    </w:p>
    <w:p w14:paraId="4A0BE1F0" w14:textId="77777777" w:rsidR="00D9569D" w:rsidRDefault="00D9569D" w:rsidP="00D9569D">
      <w:pPr>
        <w:pStyle w:val="Listenabsatz"/>
        <w:numPr>
          <w:ilvl w:val="0"/>
          <w:numId w:val="1"/>
        </w:numPr>
        <w:rPr>
          <w:ins w:id="7" w:author="Nabil Mikhael (s)" w:date="2023-12-29T09:57:00Z"/>
        </w:rPr>
      </w:pPr>
      <w:commentRangeStart w:id="8"/>
      <w:ins w:id="9" w:author="Nabil Mikhael (s)" w:date="2023-12-29T09:57:00Z">
        <w:r>
          <w:t>Für die Berechnungen wird der DTV (Durchschnittliche tägliche Verkehr aus Verkehrszählungen) verwendet.</w:t>
        </w:r>
      </w:ins>
    </w:p>
    <w:p w14:paraId="44E79A2A" w14:textId="77777777" w:rsidR="00D9569D" w:rsidRDefault="00D9569D" w:rsidP="00D9569D">
      <w:pPr>
        <w:pStyle w:val="Listenabsatz"/>
        <w:numPr>
          <w:ilvl w:val="0"/>
          <w:numId w:val="1"/>
        </w:numPr>
        <w:rPr>
          <w:ins w:id="10" w:author="Nabil Mikhael (s)" w:date="2023-12-29T09:57:00Z"/>
        </w:rPr>
      </w:pPr>
      <w:ins w:id="11" w:author="Nabil Mikhael (s)" w:date="2023-12-29T09:57:00Z">
        <w:r>
          <w:t>Berücksichtigt wird in der Risikobeurteilung neben dem DTV die Belegungsdichte der Fahrzeuge, Anzahl Fahrten pro Tag bei Pendlern sowie Geschwindigkeit der Fahrzeuge.</w:t>
        </w:r>
      </w:ins>
    </w:p>
    <w:p w14:paraId="04121F45" w14:textId="77777777" w:rsidR="00D9569D" w:rsidRDefault="00D9569D" w:rsidP="00D9569D">
      <w:pPr>
        <w:pStyle w:val="Listenabsatz"/>
        <w:numPr>
          <w:ilvl w:val="0"/>
          <w:numId w:val="1"/>
        </w:numPr>
        <w:rPr>
          <w:ins w:id="12" w:author="Nabil Mikhael (s)" w:date="2023-12-29T09:57:00Z"/>
        </w:rPr>
      </w:pPr>
      <w:ins w:id="13" w:author="Nabil Mikhael (s)" w:date="2023-12-29T09:57:00Z">
        <w:r>
          <w:t xml:space="preserve">Auffahrunfall wird nicht berücksichtigt da jeder Autofahrer jederzeit </w:t>
        </w:r>
        <w:proofErr w:type="gramStart"/>
        <w:r>
          <w:t>selber</w:t>
        </w:r>
        <w:proofErr w:type="gramEnd"/>
        <w:r>
          <w:t xml:space="preserve"> vor einem Hindernis bremsen können muss.</w:t>
        </w:r>
      </w:ins>
    </w:p>
    <w:p w14:paraId="46463DA8" w14:textId="77777777" w:rsidR="00D9569D" w:rsidRDefault="00D9569D" w:rsidP="00D9569D">
      <w:pPr>
        <w:pStyle w:val="Listenabsatz"/>
        <w:numPr>
          <w:ilvl w:val="0"/>
          <w:numId w:val="1"/>
        </w:numPr>
        <w:rPr>
          <w:ins w:id="14" w:author="Nabil Mikhael (s)" w:date="2023-12-29T09:57:00Z"/>
        </w:rPr>
      </w:pPr>
      <w:ins w:id="15" w:author="Nabil Mikhael (s)" w:date="2023-12-29T09:57:00Z">
        <w:r>
          <w:t>Qualitativ wird teilweise die Übersichtlichkeit der Gefahrenstelle mitberücksichtigt (z.B. unübersichtliche Kurve).</w:t>
        </w:r>
      </w:ins>
    </w:p>
    <w:p w14:paraId="47A4F21E" w14:textId="15DA74E6" w:rsidR="00D9569D" w:rsidRDefault="00D9569D" w:rsidP="00D9569D">
      <w:pPr>
        <w:pStyle w:val="Listenabsatz"/>
        <w:numPr>
          <w:ilvl w:val="0"/>
          <w:numId w:val="1"/>
        </w:numPr>
        <w:rPr>
          <w:ins w:id="16" w:author="Nabil Mikhael (s)" w:date="2023-12-29T09:45:00Z"/>
        </w:rPr>
      </w:pPr>
      <w:ins w:id="17" w:author="Nabil Mikhael (s)" w:date="2023-12-29T09:57:00Z">
        <w:r>
          <w:t>Die Letalität im Falle eines Treffers beträgt 10 %.</w:t>
        </w:r>
      </w:ins>
      <w:commentRangeEnd w:id="8"/>
      <w:ins w:id="18" w:author="Nabil Mikhael (s)" w:date="2023-12-29T09:59:00Z">
        <w:r>
          <w:rPr>
            <w:rStyle w:val="Kommentarzeichen"/>
          </w:rPr>
          <w:commentReference w:id="8"/>
        </w:r>
      </w:ins>
      <w:ins w:id="19" w:author="Nabil Mikhael (s)" w:date="2023-12-29T09:58:00Z">
        <w:r>
          <w:t>ü</w:t>
        </w:r>
      </w:ins>
    </w:p>
    <w:p w14:paraId="2C169509" w14:textId="067A1DEB" w:rsidR="004000D5" w:rsidDel="004000D5" w:rsidRDefault="00D9569D" w:rsidP="00DC78B9">
      <w:pPr>
        <w:pStyle w:val="Listenabsatz"/>
        <w:numPr>
          <w:ilvl w:val="0"/>
          <w:numId w:val="1"/>
        </w:numPr>
        <w:rPr>
          <w:del w:id="20" w:author="Nabil Mikhael (s)" w:date="2023-12-29T09:50:00Z"/>
        </w:rPr>
      </w:pPr>
      <w:proofErr w:type="spellStart"/>
      <w:ins w:id="21" w:author="Nabil Mikhael (s)" w:date="2023-12-29T09:58:00Z">
        <w:r>
          <w:t>W</w:t>
        </w:r>
      </w:ins>
    </w:p>
    <w:p w14:paraId="7656FFC7" w14:textId="33E970D8" w:rsidR="00FE2D95" w:rsidRDefault="00FE2D95" w:rsidP="00DC78B9">
      <w:pPr>
        <w:pStyle w:val="Listenabsatz"/>
        <w:numPr>
          <w:ilvl w:val="0"/>
          <w:numId w:val="1"/>
        </w:numPr>
      </w:pPr>
      <w:r>
        <w:t>Risiken</w:t>
      </w:r>
      <w:proofErr w:type="spellEnd"/>
      <w:r>
        <w:t xml:space="preserve"> werden in Wahrscheinlichkeiten (z.B. 10^-5) oder in einer Schadensumme (z.B. CHF/Jahr) angegeben.</w:t>
      </w:r>
    </w:p>
    <w:p w14:paraId="6D0CFDC2" w14:textId="40FF67AD" w:rsidR="00FE2D95" w:rsidRDefault="00FE2D95" w:rsidP="00DC78B9">
      <w:pPr>
        <w:pStyle w:val="Listenabsatz"/>
        <w:numPr>
          <w:ilvl w:val="0"/>
          <w:numId w:val="1"/>
        </w:numPr>
      </w:pPr>
      <w:r>
        <w:t>Der Schaden auf der Strasse erfasst sowohl Schäden an der Strasse, an den Fahrzeugen und an den Personen. 1 Toter wird mit CHF 6.6 Mio. gerechnet.</w:t>
      </w:r>
    </w:p>
    <w:p w14:paraId="549424A5" w14:textId="390602FD" w:rsidR="00FE2D95" w:rsidRDefault="00FE2D95" w:rsidP="00DC78B9">
      <w:pPr>
        <w:pStyle w:val="Listenabsatz"/>
        <w:numPr>
          <w:ilvl w:val="0"/>
          <w:numId w:val="1"/>
        </w:numPr>
        <w:rPr>
          <w:ins w:id="22" w:author="Nabil Mikhael (s)" w:date="2023-12-29T09:52:00Z"/>
        </w:rPr>
      </w:pPr>
      <w:r>
        <w:t xml:space="preserve">Beim Risiko (BAFU) wird zwischen </w:t>
      </w:r>
      <w:r w:rsidR="00E40E77">
        <w:t>individuellem Todesfallrisiko und dem kollektiven Todesfallrisiko unterschieden. Ein allgemein anerkannter Grenzwert (CH) besteht nur für das individuelle Todesfallrisiko. Der Grenzwert beträgt 10^-5 (Todesfallrisiko pro Jahr).</w:t>
      </w:r>
    </w:p>
    <w:p w14:paraId="3E7C28AC" w14:textId="25848565" w:rsidR="00D9569D" w:rsidDel="00D9569D" w:rsidRDefault="00D9569D" w:rsidP="004000D5">
      <w:pPr>
        <w:pStyle w:val="Listenabsatz"/>
        <w:numPr>
          <w:ilvl w:val="0"/>
          <w:numId w:val="1"/>
        </w:numPr>
        <w:rPr>
          <w:del w:id="23" w:author="Nabil Mikhael (s)" w:date="2023-12-29T09:57:00Z"/>
        </w:rPr>
      </w:pPr>
    </w:p>
    <w:p w14:paraId="362617CE" w14:textId="50B68866" w:rsidR="00DC78B9" w:rsidRDefault="00E40E77" w:rsidP="00FD542B">
      <w:pPr>
        <w:pStyle w:val="Listenabsatz"/>
        <w:numPr>
          <w:ilvl w:val="0"/>
          <w:numId w:val="1"/>
        </w:numPr>
      </w:pPr>
      <w:r>
        <w:t xml:space="preserve">Berechnung der Risiken geschieht über Berechnungstool </w:t>
      </w:r>
      <w:proofErr w:type="spellStart"/>
      <w:r>
        <w:t>EconoMe</w:t>
      </w:r>
      <w:proofErr w:type="spellEnd"/>
      <w:r>
        <w:t xml:space="preserve"> aber auch nach BAFU (Wahrscheinlichkeitsberechnungen in einer Exceltabelle).</w:t>
      </w:r>
    </w:p>
    <w:p w14:paraId="416FBA36" w14:textId="6BD88A4A" w:rsidR="00DC78B9" w:rsidRPr="00DC78B9" w:rsidRDefault="00DC78B9" w:rsidP="00FD542B">
      <w:pPr>
        <w:rPr>
          <w:u w:val="single"/>
        </w:rPr>
      </w:pPr>
      <w:r w:rsidRPr="00DC78B9">
        <w:rPr>
          <w:u w:val="single"/>
        </w:rPr>
        <w:t>Registrierung von Steinschlagereignissen</w:t>
      </w:r>
    </w:p>
    <w:p w14:paraId="25DCB851" w14:textId="77777777" w:rsidR="00DC78B9" w:rsidRDefault="00E40E77" w:rsidP="00DC78B9">
      <w:pPr>
        <w:pStyle w:val="Listenabsatz"/>
        <w:numPr>
          <w:ilvl w:val="0"/>
          <w:numId w:val="1"/>
        </w:numPr>
      </w:pPr>
      <w:r>
        <w:t>Erfassung der Ereignisse geschieht über Strassenunterhalt</w:t>
      </w:r>
    </w:p>
    <w:p w14:paraId="43A9E573" w14:textId="5B3736A2" w:rsidR="00DC78B9" w:rsidRDefault="00DC78B9" w:rsidP="00DC78B9">
      <w:pPr>
        <w:pStyle w:val="Listenabsatz"/>
        <w:numPr>
          <w:ilvl w:val="0"/>
          <w:numId w:val="1"/>
        </w:numPr>
      </w:pPr>
      <w:r>
        <w:t xml:space="preserve">Bei grösseren Ereignissen </w:t>
      </w:r>
      <w:proofErr w:type="gramStart"/>
      <w:r>
        <w:t>geschieht</w:t>
      </w:r>
      <w:proofErr w:type="gramEnd"/>
      <w:r>
        <w:t xml:space="preserve"> die Meldung und Beurteilung durch einen Geologen vor Ort. Es werden Sofortmassnahmen und Gefahren- und qualitative Risikobeurteilungen durchgeführt.</w:t>
      </w:r>
    </w:p>
    <w:p w14:paraId="26E5EF1A" w14:textId="1E6E7B20" w:rsidR="00DC78B9" w:rsidRDefault="00E40E77" w:rsidP="00FD542B">
      <w:pPr>
        <w:pStyle w:val="Listenabsatz"/>
        <w:numPr>
          <w:ilvl w:val="0"/>
          <w:numId w:val="1"/>
        </w:numPr>
      </w:pPr>
      <w:r>
        <w:t xml:space="preserve">Sammeln der Daten im Naturgefahrenkataster </w:t>
      </w:r>
      <w:proofErr w:type="spellStart"/>
      <w:r>
        <w:t>StorMe</w:t>
      </w:r>
      <w:proofErr w:type="spellEnd"/>
      <w:r>
        <w:t xml:space="preserve"> (kantonal und Schweizweit).</w:t>
      </w:r>
    </w:p>
    <w:p w14:paraId="622DAC97" w14:textId="77777777" w:rsidR="00DC78B9" w:rsidRPr="00DC78B9" w:rsidRDefault="00DC78B9" w:rsidP="00FD542B">
      <w:pPr>
        <w:rPr>
          <w:u w:val="single"/>
        </w:rPr>
      </w:pPr>
      <w:r w:rsidRPr="00DC78B9">
        <w:rPr>
          <w:u w:val="single"/>
        </w:rPr>
        <w:t>Räumung der Gefahrenstelle</w:t>
      </w:r>
    </w:p>
    <w:p w14:paraId="267D8E31" w14:textId="335A4BCF" w:rsidR="00E40E77" w:rsidRDefault="00E40E77" w:rsidP="00DC78B9">
      <w:pPr>
        <w:pStyle w:val="Listenabsatz"/>
        <w:numPr>
          <w:ilvl w:val="0"/>
          <w:numId w:val="1"/>
        </w:numPr>
      </w:pPr>
      <w:r>
        <w:lastRenderedPageBreak/>
        <w:t xml:space="preserve">Die Räumung der Gefahrenstelle erfolgt </w:t>
      </w:r>
      <w:r w:rsidR="00DC78B9">
        <w:t>so bald</w:t>
      </w:r>
      <w:r>
        <w:t xml:space="preserve"> klar ist, dass keine weiteren Ereignisse erfolgen. Häufig unter ständiger Beobachtung (Wachposten) oder teilweise auch durch instrumentierte Überwachung mit Alarmdispositiv.</w:t>
      </w:r>
    </w:p>
    <w:p w14:paraId="6CBB3E8B" w14:textId="6CC49670" w:rsidR="00DC78B9" w:rsidRPr="00DC78B9" w:rsidRDefault="00DC78B9" w:rsidP="00FD542B">
      <w:pPr>
        <w:rPr>
          <w:u w:val="single"/>
        </w:rPr>
      </w:pPr>
      <w:r w:rsidRPr="00DC78B9">
        <w:rPr>
          <w:u w:val="single"/>
        </w:rPr>
        <w:t>Kategorisierung von Ablösungszonen</w:t>
      </w:r>
    </w:p>
    <w:p w14:paraId="7E4A236E" w14:textId="50E5754C" w:rsidR="00DC78B9" w:rsidDel="004000D5" w:rsidRDefault="00E40E77" w:rsidP="00FD542B">
      <w:pPr>
        <w:pStyle w:val="Listenabsatz"/>
        <w:numPr>
          <w:ilvl w:val="0"/>
          <w:numId w:val="1"/>
        </w:numPr>
        <w:rPr>
          <w:del w:id="24" w:author="Nabil Mikhael (s)" w:date="2023-12-29T09:52:00Z"/>
        </w:rPr>
      </w:pPr>
      <w:r>
        <w:t>Ablösungszonen werden durch Untersuchungen und Beschrieb eines Geologen erfasst.</w:t>
      </w:r>
    </w:p>
    <w:p w14:paraId="40B26866" w14:textId="77777777" w:rsidR="0010624A" w:rsidRPr="004000D5" w:rsidDel="004000D5" w:rsidRDefault="0010624A" w:rsidP="00FD542B">
      <w:pPr>
        <w:pStyle w:val="Listenabsatz"/>
        <w:numPr>
          <w:ilvl w:val="0"/>
          <w:numId w:val="1"/>
        </w:numPr>
        <w:rPr>
          <w:del w:id="25" w:author="Nabil Mikhael (s)" w:date="2023-12-29T09:52:00Z"/>
          <w:u w:val="single"/>
          <w:rPrChange w:id="26" w:author="Nabil Mikhael (s)" w:date="2023-12-29T09:52:00Z">
            <w:rPr>
              <w:del w:id="27" w:author="Nabil Mikhael (s)" w:date="2023-12-29T09:52:00Z"/>
            </w:rPr>
          </w:rPrChange>
        </w:rPr>
        <w:pPrChange w:id="28" w:author="Nabil Mikhael (s)" w:date="2023-12-29T09:52:00Z">
          <w:pPr/>
        </w:pPrChange>
      </w:pPr>
    </w:p>
    <w:p w14:paraId="1BAC31E4" w14:textId="77777777" w:rsidR="002A7DEE" w:rsidRDefault="002A7DEE" w:rsidP="004000D5">
      <w:pPr>
        <w:pStyle w:val="Listenabsatz"/>
        <w:numPr>
          <w:ilvl w:val="0"/>
          <w:numId w:val="1"/>
        </w:numPr>
        <w:pPrChange w:id="29" w:author="Nabil Mikhael (s)" w:date="2023-12-29T09:52:00Z">
          <w:pPr/>
        </w:pPrChange>
      </w:pPr>
    </w:p>
    <w:p w14:paraId="03556A99" w14:textId="56CC5182" w:rsidR="0010624A" w:rsidRPr="0010624A" w:rsidDel="004000D5" w:rsidRDefault="0010624A" w:rsidP="00FD542B">
      <w:pPr>
        <w:rPr>
          <w:del w:id="30" w:author="Nabil Mikhael (s)" w:date="2023-12-29T09:52:00Z"/>
          <w:u w:val="single"/>
        </w:rPr>
      </w:pPr>
      <w:commentRangeStart w:id="31"/>
      <w:del w:id="32" w:author="Nabil Mikhael (s)" w:date="2023-12-29T09:52:00Z">
        <w:r w:rsidRPr="0010624A" w:rsidDel="004000D5">
          <w:rPr>
            <w:u w:val="single"/>
          </w:rPr>
          <w:delText>Berücksichtigung Verkehrsaufkommen</w:delText>
        </w:r>
        <w:r w:rsidDel="004000D5">
          <w:rPr>
            <w:u w:val="single"/>
          </w:rPr>
          <w:delText xml:space="preserve"> und Reaktionsgeschwindigkeit</w:delText>
        </w:r>
        <w:commentRangeEnd w:id="31"/>
        <w:r w:rsidR="004000D5" w:rsidDel="004000D5">
          <w:rPr>
            <w:rStyle w:val="Kommentarzeichen"/>
          </w:rPr>
          <w:commentReference w:id="31"/>
        </w:r>
      </w:del>
    </w:p>
    <w:p w14:paraId="7614949F" w14:textId="2CBA2544" w:rsidR="0010624A" w:rsidDel="004000D5" w:rsidRDefault="0010624A" w:rsidP="00FD542B">
      <w:pPr>
        <w:pStyle w:val="Listenabsatz"/>
        <w:numPr>
          <w:ilvl w:val="0"/>
          <w:numId w:val="1"/>
        </w:numPr>
        <w:rPr>
          <w:del w:id="33" w:author="Nabil Mikhael (s)" w:date="2023-12-29T09:52:00Z"/>
        </w:rPr>
      </w:pPr>
      <w:del w:id="34" w:author="Nabil Mikhael (s)" w:date="2023-12-29T09:52:00Z">
        <w:r w:rsidDel="004000D5">
          <w:delText>Für die</w:delText>
        </w:r>
        <w:r w:rsidR="00E40E77" w:rsidDel="004000D5">
          <w:delText xml:space="preserve"> Berechnungen</w:delText>
        </w:r>
        <w:r w:rsidDel="004000D5">
          <w:delText xml:space="preserve"> wird</w:delText>
        </w:r>
        <w:r w:rsidR="00E40E77" w:rsidDel="004000D5">
          <w:delText xml:space="preserve"> der DTV (Durchschnittliche tägliche Verkehr aus Verkehrszählungen)</w:delText>
        </w:r>
        <w:r w:rsidDel="004000D5">
          <w:delText xml:space="preserve"> verwendet.</w:delText>
        </w:r>
      </w:del>
    </w:p>
    <w:p w14:paraId="65CABD37" w14:textId="03EA5B61" w:rsidR="0010624A" w:rsidDel="004000D5" w:rsidRDefault="00E40E77" w:rsidP="00FD542B">
      <w:pPr>
        <w:pStyle w:val="Listenabsatz"/>
        <w:numPr>
          <w:ilvl w:val="0"/>
          <w:numId w:val="1"/>
        </w:numPr>
        <w:rPr>
          <w:del w:id="35" w:author="Nabil Mikhael (s)" w:date="2023-12-29T09:52:00Z"/>
        </w:rPr>
      </w:pPr>
      <w:del w:id="36" w:author="Nabil Mikhael (s)" w:date="2023-12-29T09:52:00Z">
        <w:r w:rsidDel="004000D5">
          <w:delText>Berücksichtigt wird in der Risikobeurteilung neben dem DTV die Belegungsdichte der Fahrzeuge, Anzahl Fahrten pro Tag bei Pendlern sowie Geschwindigkeit der Fahrzeuge.</w:delText>
        </w:r>
      </w:del>
    </w:p>
    <w:p w14:paraId="4425C61E" w14:textId="7CFA3394" w:rsidR="0010624A" w:rsidDel="004000D5" w:rsidRDefault="00E40E77" w:rsidP="00FD542B">
      <w:pPr>
        <w:pStyle w:val="Listenabsatz"/>
        <w:numPr>
          <w:ilvl w:val="0"/>
          <w:numId w:val="1"/>
        </w:numPr>
        <w:rPr>
          <w:del w:id="37" w:author="Nabil Mikhael (s)" w:date="2023-12-29T09:52:00Z"/>
        </w:rPr>
      </w:pPr>
      <w:del w:id="38" w:author="Nabil Mikhael (s)" w:date="2023-12-29T09:52:00Z">
        <w:r w:rsidDel="004000D5">
          <w:delText>Auffahrunfall wird nicht berücksichtigt da jeder Autofahrer jederzeit selber vor einem Hindernis bremsen können muss.</w:delText>
        </w:r>
      </w:del>
    </w:p>
    <w:p w14:paraId="43E3B6D5" w14:textId="50A9E147" w:rsidR="00E40E77" w:rsidDel="004000D5" w:rsidRDefault="00E40E77" w:rsidP="00FD542B">
      <w:pPr>
        <w:pStyle w:val="Listenabsatz"/>
        <w:numPr>
          <w:ilvl w:val="0"/>
          <w:numId w:val="1"/>
        </w:numPr>
        <w:rPr>
          <w:del w:id="39" w:author="Nabil Mikhael (s)" w:date="2023-12-29T09:52:00Z"/>
        </w:rPr>
      </w:pPr>
      <w:del w:id="40" w:author="Nabil Mikhael (s)" w:date="2023-12-29T09:52:00Z">
        <w:r w:rsidDel="004000D5">
          <w:delText>Qualitativ wird teilweise die Übersichtlichkeit der Gefahrenstelle mitberücksichtigt</w:delText>
        </w:r>
        <w:r w:rsidR="00CD6D04" w:rsidDel="004000D5">
          <w:delText xml:space="preserve"> (z.B. unübersichtliche Kurve).</w:delText>
        </w:r>
      </w:del>
    </w:p>
    <w:p w14:paraId="04D962A1" w14:textId="7B167D1A" w:rsidR="0010624A" w:rsidRPr="0010624A" w:rsidRDefault="00481601" w:rsidP="0010624A">
      <w:pPr>
        <w:rPr>
          <w:u w:val="single"/>
        </w:rPr>
      </w:pPr>
      <w:r w:rsidRPr="00D46BE4">
        <w:rPr>
          <w:noProof/>
        </w:rPr>
        <w:drawing>
          <wp:anchor distT="0" distB="0" distL="114300" distR="114300" simplePos="0" relativeHeight="251660288" behindDoc="1" locked="0" layoutInCell="1" allowOverlap="1" wp14:anchorId="0558BC8E" wp14:editId="62533B7E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5479921" cy="3425190"/>
            <wp:effectExtent l="0" t="0" r="6985" b="3810"/>
            <wp:wrapNone/>
            <wp:docPr id="1910483583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83583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21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624A" w:rsidRPr="0010624A">
        <w:rPr>
          <w:u w:val="single"/>
        </w:rPr>
        <w:t>Impressionen Sitzung</w:t>
      </w:r>
    </w:p>
    <w:p w14:paraId="741C79EE" w14:textId="6A49B28B" w:rsidR="00FD542B" w:rsidRDefault="00FD542B" w:rsidP="0010624A">
      <w:pPr>
        <w:jc w:val="center"/>
        <w:rPr>
          <w:noProof/>
        </w:rPr>
      </w:pPr>
    </w:p>
    <w:p w14:paraId="43714143" w14:textId="790E4C21" w:rsidR="005A7E0E" w:rsidRDefault="005A7E0E" w:rsidP="005A7E0E">
      <w:pPr>
        <w:rPr>
          <w:noProof/>
        </w:rPr>
      </w:pPr>
    </w:p>
    <w:p w14:paraId="666DC72B" w14:textId="2FECDF1F" w:rsidR="005A7E0E" w:rsidRPr="005A7E0E" w:rsidRDefault="005A7E0E" w:rsidP="005A7E0E">
      <w:pPr>
        <w:tabs>
          <w:tab w:val="left" w:pos="1080"/>
        </w:tabs>
      </w:pPr>
      <w:r>
        <w:tab/>
      </w:r>
    </w:p>
    <w:p w14:paraId="5B4945D0" w14:textId="413DBE95" w:rsidR="00726807" w:rsidRPr="00726807" w:rsidRDefault="00726807" w:rsidP="0010624A">
      <w:pPr>
        <w:ind w:firstLine="708"/>
        <w:jc w:val="center"/>
      </w:pPr>
    </w:p>
    <w:p w14:paraId="2C62B73F" w14:textId="0BA2A073" w:rsidR="00B51563" w:rsidRDefault="00B51563" w:rsidP="00B51563">
      <w:pPr>
        <w:rPr>
          <w:noProof/>
        </w:rPr>
      </w:pPr>
    </w:p>
    <w:p w14:paraId="32DB4991" w14:textId="6C0EC3ED" w:rsidR="00726807" w:rsidRDefault="00726807" w:rsidP="00726807">
      <w:pPr>
        <w:rPr>
          <w:noProof/>
        </w:rPr>
      </w:pPr>
    </w:p>
    <w:p w14:paraId="60ABA64A" w14:textId="46299D72" w:rsidR="00726807" w:rsidRPr="00726807" w:rsidRDefault="00726807" w:rsidP="00726807">
      <w:pPr>
        <w:tabs>
          <w:tab w:val="left" w:pos="889"/>
        </w:tabs>
      </w:pPr>
      <w:r>
        <w:tab/>
      </w:r>
    </w:p>
    <w:p w14:paraId="47971677" w14:textId="3BBD59F3" w:rsidR="00D838BD" w:rsidRDefault="00D838BD" w:rsidP="00D838BD">
      <w:pPr>
        <w:tabs>
          <w:tab w:val="left" w:pos="1200"/>
        </w:tabs>
        <w:rPr>
          <w:noProof/>
        </w:rPr>
      </w:pPr>
      <w:r>
        <w:tab/>
      </w:r>
    </w:p>
    <w:p w14:paraId="192DE081" w14:textId="0BD0ABA2" w:rsidR="00726807" w:rsidRDefault="00726807" w:rsidP="00726807">
      <w:pPr>
        <w:tabs>
          <w:tab w:val="left" w:pos="1631"/>
        </w:tabs>
      </w:pPr>
      <w:r>
        <w:tab/>
      </w:r>
    </w:p>
    <w:p w14:paraId="0755FA33" w14:textId="269B2959" w:rsidR="0010624A" w:rsidRDefault="0010624A" w:rsidP="00726807">
      <w:pPr>
        <w:tabs>
          <w:tab w:val="left" w:pos="1631"/>
        </w:tabs>
      </w:pPr>
    </w:p>
    <w:p w14:paraId="3B153D32" w14:textId="69AC27FA" w:rsidR="0010624A" w:rsidRDefault="0010624A" w:rsidP="00726807">
      <w:pPr>
        <w:tabs>
          <w:tab w:val="left" w:pos="1631"/>
        </w:tabs>
      </w:pPr>
    </w:p>
    <w:p w14:paraId="6464FEBF" w14:textId="1A3D5382" w:rsidR="00481601" w:rsidRDefault="00481601" w:rsidP="00726807">
      <w:pPr>
        <w:tabs>
          <w:tab w:val="left" w:pos="1631"/>
        </w:tabs>
      </w:pPr>
      <w:r w:rsidRPr="00520ED5">
        <w:rPr>
          <w:noProof/>
        </w:rPr>
        <w:drawing>
          <wp:anchor distT="0" distB="0" distL="114300" distR="114300" simplePos="0" relativeHeight="251658240" behindDoc="0" locked="0" layoutInCell="1" allowOverlap="1" wp14:anchorId="224DF9B0" wp14:editId="3E446E9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471160" cy="3418205"/>
            <wp:effectExtent l="0" t="0" r="0" b="0"/>
            <wp:wrapSquare wrapText="bothSides"/>
            <wp:docPr id="759902591" name="Grafik 1" descr="Ein Bild, das Screenshot, Text, Multimedia-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2591" name="Grafik 1" descr="Ein Bild, das Screenshot, Text, Multimedia-Software, Grafiksoftwar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9C080" w14:textId="1FAD9340" w:rsidR="00481601" w:rsidRPr="00481601" w:rsidRDefault="00481601" w:rsidP="00726807">
      <w:pPr>
        <w:tabs>
          <w:tab w:val="left" w:pos="1631"/>
        </w:tabs>
        <w:rPr>
          <w:u w:val="single"/>
        </w:rPr>
      </w:pPr>
      <w:r w:rsidRPr="00481601">
        <w:rPr>
          <w:u w:val="single"/>
        </w:rPr>
        <w:t>Mögliche Ablösezonen, welche sich mit der Challenge-Fragestellung decken</w:t>
      </w:r>
    </w:p>
    <w:p w14:paraId="77ED9056" w14:textId="118DD4CF" w:rsidR="0010624A" w:rsidRPr="00DE3259" w:rsidRDefault="0010624A" w:rsidP="00726807">
      <w:pPr>
        <w:tabs>
          <w:tab w:val="left" w:pos="1631"/>
        </w:tabs>
        <w:rPr>
          <w:i/>
          <w:iCs/>
          <w:sz w:val="20"/>
          <w:szCs w:val="20"/>
        </w:rPr>
      </w:pPr>
      <w:r w:rsidRPr="00726807">
        <w:rPr>
          <w:noProof/>
        </w:rPr>
        <w:drawing>
          <wp:anchor distT="0" distB="0" distL="114300" distR="114300" simplePos="0" relativeHeight="251659264" behindDoc="1" locked="0" layoutInCell="1" allowOverlap="1" wp14:anchorId="24B2C374" wp14:editId="081F37A7">
            <wp:simplePos x="0" y="0"/>
            <wp:positionH relativeFrom="margin">
              <wp:align>right</wp:align>
            </wp:positionH>
            <wp:positionV relativeFrom="paragraph">
              <wp:posOffset>403225</wp:posOffset>
            </wp:positionV>
            <wp:extent cx="5760720" cy="3065145"/>
            <wp:effectExtent l="0" t="0" r="0" b="1905"/>
            <wp:wrapNone/>
            <wp:docPr id="1051734679" name="Grafik 1" descr="Ein Bild, das Text, Screenshot, Karte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34679" name="Grafik 1" descr="Ein Bild, das Text, Screenshot, Karte enthäl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Ansicht </w:t>
      </w:r>
      <w:proofErr w:type="spellStart"/>
      <w:r>
        <w:t>Chlus</w:t>
      </w:r>
      <w:proofErr w:type="spellEnd"/>
      <w:r>
        <w:t xml:space="preserve"> bei </w:t>
      </w:r>
      <w:proofErr w:type="spellStart"/>
      <w:r>
        <w:t>Schiers</w:t>
      </w:r>
      <w:proofErr w:type="spellEnd"/>
      <w:r>
        <w:t xml:space="preserve"> mit Steinschlagrisikozonen </w:t>
      </w:r>
      <w:r w:rsidRPr="00DE3259">
        <w:rPr>
          <w:i/>
          <w:iCs/>
          <w:sz w:val="20"/>
          <w:szCs w:val="20"/>
        </w:rPr>
        <w:t>(Quelle: Geoportal der kantonalen Verwaltung Graubünden)</w:t>
      </w:r>
    </w:p>
    <w:p w14:paraId="48218D55" w14:textId="2BA9805F" w:rsidR="0010624A" w:rsidRDefault="0010624A" w:rsidP="00726807">
      <w:pPr>
        <w:tabs>
          <w:tab w:val="left" w:pos="1631"/>
        </w:tabs>
      </w:pPr>
    </w:p>
    <w:p w14:paraId="57DE31E6" w14:textId="0FF06F54" w:rsidR="0010624A" w:rsidRDefault="0010624A" w:rsidP="00726807">
      <w:pPr>
        <w:tabs>
          <w:tab w:val="left" w:pos="1631"/>
        </w:tabs>
      </w:pPr>
    </w:p>
    <w:p w14:paraId="176420D5" w14:textId="155CBC4C" w:rsidR="0010624A" w:rsidRDefault="0010624A" w:rsidP="00726807">
      <w:pPr>
        <w:tabs>
          <w:tab w:val="left" w:pos="1631"/>
        </w:tabs>
      </w:pPr>
    </w:p>
    <w:p w14:paraId="45252870" w14:textId="7A0F4089" w:rsidR="0010624A" w:rsidRDefault="0010624A" w:rsidP="00726807">
      <w:pPr>
        <w:tabs>
          <w:tab w:val="left" w:pos="1631"/>
        </w:tabs>
      </w:pPr>
    </w:p>
    <w:p w14:paraId="6B940F7D" w14:textId="2B5E5986" w:rsidR="0010624A" w:rsidRDefault="0010624A" w:rsidP="00726807">
      <w:pPr>
        <w:tabs>
          <w:tab w:val="left" w:pos="1631"/>
        </w:tabs>
      </w:pPr>
    </w:p>
    <w:p w14:paraId="20A3A719" w14:textId="77777777" w:rsidR="0010624A" w:rsidRDefault="0010624A" w:rsidP="00726807">
      <w:pPr>
        <w:tabs>
          <w:tab w:val="left" w:pos="1631"/>
        </w:tabs>
      </w:pPr>
    </w:p>
    <w:p w14:paraId="6EEA506F" w14:textId="48AF4440" w:rsidR="0010624A" w:rsidRDefault="0010624A" w:rsidP="00726807">
      <w:pPr>
        <w:tabs>
          <w:tab w:val="left" w:pos="1631"/>
        </w:tabs>
      </w:pPr>
    </w:p>
    <w:p w14:paraId="1D671D50" w14:textId="389F697B" w:rsidR="0010624A" w:rsidRDefault="0010624A" w:rsidP="00726807">
      <w:pPr>
        <w:tabs>
          <w:tab w:val="left" w:pos="1631"/>
        </w:tabs>
      </w:pPr>
    </w:p>
    <w:p w14:paraId="794735E5" w14:textId="052326D3" w:rsidR="0010624A" w:rsidRDefault="0010624A" w:rsidP="00726807">
      <w:pPr>
        <w:tabs>
          <w:tab w:val="left" w:pos="1631"/>
        </w:tabs>
      </w:pPr>
    </w:p>
    <w:p w14:paraId="75EDE96A" w14:textId="77777777" w:rsidR="0010624A" w:rsidRDefault="0010624A"/>
    <w:p w14:paraId="4F2EC374" w14:textId="77777777" w:rsidR="0010624A" w:rsidRDefault="0010624A"/>
    <w:p w14:paraId="21FF88F3" w14:textId="77777777" w:rsidR="0010624A" w:rsidRDefault="0010624A"/>
    <w:p w14:paraId="536B0BC1" w14:textId="1CB0ED9B" w:rsidR="0010624A" w:rsidRPr="00DE3259" w:rsidRDefault="0010624A">
      <w:pPr>
        <w:rPr>
          <w:i/>
          <w:iCs/>
          <w:sz w:val="20"/>
          <w:szCs w:val="20"/>
        </w:rPr>
      </w:pPr>
      <w:r w:rsidRPr="00726807">
        <w:rPr>
          <w:noProof/>
        </w:rPr>
        <w:drawing>
          <wp:anchor distT="0" distB="0" distL="114300" distR="114300" simplePos="0" relativeHeight="251661312" behindDoc="1" locked="0" layoutInCell="1" allowOverlap="1" wp14:anchorId="76F1B4BF" wp14:editId="7BBA89C6">
            <wp:simplePos x="0" y="0"/>
            <wp:positionH relativeFrom="margin">
              <wp:align>right</wp:align>
            </wp:positionH>
            <wp:positionV relativeFrom="paragraph">
              <wp:posOffset>450850</wp:posOffset>
            </wp:positionV>
            <wp:extent cx="5760720" cy="3064510"/>
            <wp:effectExtent l="0" t="0" r="0" b="2540"/>
            <wp:wrapNone/>
            <wp:docPr id="291791771" name="Grafik 1" descr="Ein Bild, das Text, Screensho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91771" name="Grafik 1" descr="Ein Bild, das Text, Screenshot, Karte enthält.&#10;&#10;Automatisch generierte Beschreibu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Ansicht </w:t>
      </w:r>
      <w:proofErr w:type="spellStart"/>
      <w:r>
        <w:t>Fuchsenwinkel</w:t>
      </w:r>
      <w:proofErr w:type="spellEnd"/>
      <w:r>
        <w:t xml:space="preserve"> bei </w:t>
      </w:r>
      <w:proofErr w:type="spellStart"/>
      <w:r>
        <w:t>Schiers</w:t>
      </w:r>
      <w:proofErr w:type="spellEnd"/>
      <w:r>
        <w:t xml:space="preserve"> mit Steinschlagrisikozonen </w:t>
      </w:r>
      <w:r w:rsidRPr="00DE3259">
        <w:rPr>
          <w:i/>
          <w:iCs/>
          <w:sz w:val="20"/>
          <w:szCs w:val="20"/>
        </w:rPr>
        <w:t>(Quelle: Geoportal der kantonalen Verwaltung Graubünden)</w:t>
      </w:r>
      <w:r w:rsidRPr="00DE3259">
        <w:rPr>
          <w:i/>
          <w:iCs/>
          <w:sz w:val="20"/>
          <w:szCs w:val="20"/>
        </w:rPr>
        <w:br w:type="page"/>
      </w:r>
    </w:p>
    <w:p w14:paraId="16F18611" w14:textId="4E994640" w:rsidR="0010624A" w:rsidRPr="00726807" w:rsidRDefault="002A7DEE" w:rsidP="0010624A">
      <w:r w:rsidRPr="00DE3259">
        <w:rPr>
          <w:noProof/>
          <w:u w:val="single"/>
        </w:rPr>
        <w:lastRenderedPageBreak/>
        <w:drawing>
          <wp:anchor distT="0" distB="0" distL="114300" distR="114300" simplePos="0" relativeHeight="251663360" behindDoc="1" locked="0" layoutInCell="1" allowOverlap="1" wp14:anchorId="6EF9C83D" wp14:editId="1DC7BF1E">
            <wp:simplePos x="0" y="0"/>
            <wp:positionH relativeFrom="margin">
              <wp:align>center</wp:align>
            </wp:positionH>
            <wp:positionV relativeFrom="paragraph">
              <wp:posOffset>3695065</wp:posOffset>
            </wp:positionV>
            <wp:extent cx="4248150" cy="5219700"/>
            <wp:effectExtent l="0" t="0" r="0" b="0"/>
            <wp:wrapTight wrapText="bothSides">
              <wp:wrapPolygon edited="0">
                <wp:start x="0" y="0"/>
                <wp:lineTo x="0" y="21521"/>
                <wp:lineTo x="21503" y="21521"/>
                <wp:lineTo x="21503" y="0"/>
                <wp:lineTo x="0" y="0"/>
              </wp:wrapPolygon>
            </wp:wrapTight>
            <wp:docPr id="731132179" name="Grafik 1" descr="Ein Bild, das Winter, draußen, Schnee, Gefrier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32179" name="Grafik 1" descr="Ein Bild, das Winter, draußen, Schnee, Gefrieren enthält.&#10;&#10;Automatisch generierte Beschreibu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259" w:rsidRPr="00DE3259">
        <w:rPr>
          <w:noProof/>
          <w:u w:val="single"/>
        </w:rPr>
        <w:drawing>
          <wp:anchor distT="0" distB="0" distL="114300" distR="114300" simplePos="0" relativeHeight="251662336" behindDoc="1" locked="0" layoutInCell="1" allowOverlap="1" wp14:anchorId="0F78DD90" wp14:editId="4982CFA2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4876800" cy="3242599"/>
            <wp:effectExtent l="0" t="0" r="0" b="0"/>
            <wp:wrapNone/>
            <wp:docPr id="2079474818" name="Grafik 1" descr="Ein Bild, das draußen, Pflanze, Baum, Gebäu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74818" name="Grafik 1" descr="Ein Bild, das draußen, Pflanze, Baum, Gebäude enthält.&#10;&#10;Automatisch generierte Beschreibu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42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259" w:rsidRPr="00DE3259">
        <w:rPr>
          <w:u w:val="single"/>
        </w:rPr>
        <w:t>Steinschlagereignisse</w:t>
      </w:r>
      <w:r w:rsidR="00DE3259">
        <w:t xml:space="preserve"> </w:t>
      </w:r>
      <w:r w:rsidR="00DE3259" w:rsidRPr="00DE3259">
        <w:rPr>
          <w:i/>
          <w:iCs/>
          <w:sz w:val="20"/>
          <w:szCs w:val="20"/>
        </w:rPr>
        <w:t xml:space="preserve">(Quelle: Christoph </w:t>
      </w:r>
      <w:proofErr w:type="spellStart"/>
      <w:r w:rsidR="00DE3259" w:rsidRPr="00DE3259">
        <w:rPr>
          <w:i/>
          <w:iCs/>
          <w:sz w:val="20"/>
          <w:szCs w:val="20"/>
        </w:rPr>
        <w:t>Nänni</w:t>
      </w:r>
      <w:proofErr w:type="spellEnd"/>
      <w:r w:rsidR="00DE3259" w:rsidRPr="00DE3259">
        <w:rPr>
          <w:i/>
          <w:iCs/>
          <w:sz w:val="20"/>
          <w:szCs w:val="20"/>
        </w:rPr>
        <w:t>)</w:t>
      </w:r>
    </w:p>
    <w:sectPr w:rsidR="0010624A" w:rsidRPr="0072680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Nabil Mikhael (s)" w:date="2023-12-29T09:57:00Z" w:initials="NM">
    <w:p w14:paraId="5C54ED8A" w14:textId="77777777" w:rsidR="00D9569D" w:rsidRDefault="00D9569D" w:rsidP="00D9569D">
      <w:r>
        <w:rPr>
          <w:rStyle w:val="Kommentarzeichen"/>
        </w:rPr>
        <w:annotationRef/>
      </w:r>
      <w:r>
        <w:rPr>
          <w:color w:val="000000"/>
          <w:sz w:val="20"/>
          <w:szCs w:val="20"/>
        </w:rPr>
        <w:t>Würde Risiko und Gefahr als Begriffe voneinander trennen.  Erst Gefahrenbeurteilung, dann Risikobeurteilung</w:t>
      </w:r>
    </w:p>
  </w:comment>
  <w:comment w:id="2" w:author="Nabil Mikhael (s)" w:date="2023-12-29T09:49:00Z" w:initials="NM">
    <w:p w14:paraId="174895F0" w14:textId="77777777" w:rsidR="00D9569D" w:rsidRDefault="004000D5" w:rsidP="00D9569D">
      <w:r>
        <w:rPr>
          <w:rStyle w:val="Kommentarzeichen"/>
        </w:rPr>
        <w:annotationRef/>
      </w:r>
      <w:r w:rsidR="00D9569D">
        <w:rPr>
          <w:sz w:val="20"/>
          <w:szCs w:val="20"/>
        </w:rPr>
        <w:t>Würde die Gliederung leicht anpassen.</w:t>
      </w:r>
    </w:p>
    <w:p w14:paraId="4592294F" w14:textId="77777777" w:rsidR="00D9569D" w:rsidRDefault="00D9569D" w:rsidP="00D9569D">
      <w:r>
        <w:rPr>
          <w:sz w:val="20"/>
          <w:szCs w:val="20"/>
        </w:rPr>
        <w:t>Erst Erfassung und Räumung von Steinschlägen und dann Gefahrbeurteilung und Risikobeurteilung..</w:t>
      </w:r>
    </w:p>
  </w:comment>
  <w:comment w:id="8" w:author="Nabil Mikhael (s)" w:date="2023-12-29T09:59:00Z" w:initials="NM">
    <w:p w14:paraId="5BEE3A5A" w14:textId="4149E52F" w:rsidR="00D9569D" w:rsidRDefault="00D9569D" w:rsidP="00D9569D">
      <w:r>
        <w:rPr>
          <w:rStyle w:val="Kommentarzeichen"/>
        </w:rPr>
        <w:annotationRef/>
      </w:r>
      <w:r>
        <w:rPr>
          <w:color w:val="000000"/>
          <w:sz w:val="20"/>
          <w:szCs w:val="20"/>
        </w:rPr>
        <w:t>Würde diese Punkte mit in Risikobeurteilung aufnehmen, dass liest sich dann flüssiger und kompakter.</w:t>
      </w:r>
    </w:p>
  </w:comment>
  <w:comment w:id="31" w:author="Nabil Mikhael (s)" w:date="2023-12-29T09:51:00Z" w:initials="NM">
    <w:p w14:paraId="432D078F" w14:textId="74BDD52D" w:rsidR="004000D5" w:rsidRDefault="004000D5" w:rsidP="004000D5">
      <w:r>
        <w:rPr>
          <w:rStyle w:val="Kommentarzeichen"/>
        </w:rPr>
        <w:annotationRef/>
      </w:r>
      <w:r>
        <w:rPr>
          <w:color w:val="000000"/>
          <w:sz w:val="20"/>
          <w:szCs w:val="20"/>
        </w:rPr>
        <w:t>Würde ich in Risikobeurteilung aufnehmen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C54ED8A" w15:done="0"/>
  <w15:commentEx w15:paraId="4592294F" w15:done="0"/>
  <w15:commentEx w15:paraId="5BEE3A5A" w15:done="0"/>
  <w15:commentEx w15:paraId="432D078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015234E6" w16cex:dateUtc="2023-12-29T08:57:00Z"/>
  <w16cex:commentExtensible w16cex:durableId="6591B198" w16cex:dateUtc="2023-12-29T08:49:00Z"/>
  <w16cex:commentExtensible w16cex:durableId="062D6DFE" w16cex:dateUtc="2023-12-29T08:59:00Z"/>
  <w16cex:commentExtensible w16cex:durableId="53D498A1" w16cex:dateUtc="2023-12-29T08:5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C54ED8A" w16cid:durableId="015234E6"/>
  <w16cid:commentId w16cid:paraId="4592294F" w16cid:durableId="6591B198"/>
  <w16cid:commentId w16cid:paraId="5BEE3A5A" w16cid:durableId="062D6DFE"/>
  <w16cid:commentId w16cid:paraId="432D078F" w16cid:durableId="53D498A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B617A7" w14:textId="77777777" w:rsidR="008D300B" w:rsidRDefault="008D300B" w:rsidP="00DE3259">
      <w:pPr>
        <w:spacing w:after="0" w:line="240" w:lineRule="auto"/>
      </w:pPr>
      <w:r>
        <w:separator/>
      </w:r>
    </w:p>
  </w:endnote>
  <w:endnote w:type="continuationSeparator" w:id="0">
    <w:p w14:paraId="7C35DD01" w14:textId="77777777" w:rsidR="008D300B" w:rsidRDefault="008D300B" w:rsidP="00DE32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30DA2" w14:textId="77777777" w:rsidR="008D300B" w:rsidRDefault="008D300B" w:rsidP="00DE3259">
      <w:pPr>
        <w:spacing w:after="0" w:line="240" w:lineRule="auto"/>
      </w:pPr>
      <w:r>
        <w:separator/>
      </w:r>
    </w:p>
  </w:footnote>
  <w:footnote w:type="continuationSeparator" w:id="0">
    <w:p w14:paraId="47683D95" w14:textId="77777777" w:rsidR="008D300B" w:rsidRDefault="008D300B" w:rsidP="00DE32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844849"/>
    <w:multiLevelType w:val="hybridMultilevel"/>
    <w:tmpl w:val="01E87AAE"/>
    <w:lvl w:ilvl="0" w:tplc="FD16EB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502683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abil Mikhael (s)">
    <w15:presenceInfo w15:providerId="AD" w15:userId="S::nabil.mikhael@students.fhnw.ch::64a0a27a-1422-43f8-8b6b-38a214aa242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trackRevisio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42B"/>
    <w:rsid w:val="0010624A"/>
    <w:rsid w:val="002A7DEE"/>
    <w:rsid w:val="003437D8"/>
    <w:rsid w:val="004000D5"/>
    <w:rsid w:val="00424584"/>
    <w:rsid w:val="00481601"/>
    <w:rsid w:val="00541B48"/>
    <w:rsid w:val="00580CB5"/>
    <w:rsid w:val="005A7E0E"/>
    <w:rsid w:val="00726807"/>
    <w:rsid w:val="008D300B"/>
    <w:rsid w:val="00B51563"/>
    <w:rsid w:val="00CD6D04"/>
    <w:rsid w:val="00D838BD"/>
    <w:rsid w:val="00D9569D"/>
    <w:rsid w:val="00DC78B9"/>
    <w:rsid w:val="00DE3259"/>
    <w:rsid w:val="00E40E77"/>
    <w:rsid w:val="00E93391"/>
    <w:rsid w:val="00FB02DF"/>
    <w:rsid w:val="00FD067E"/>
    <w:rsid w:val="00FD542B"/>
    <w:rsid w:val="00FD738F"/>
    <w:rsid w:val="00FE2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2BCEBB"/>
  <w15:chartTrackingRefBased/>
  <w15:docId w15:val="{E803DF95-29CF-4315-A23D-2B9694FE7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FD542B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DE32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E3259"/>
  </w:style>
  <w:style w:type="paragraph" w:styleId="Fuzeile">
    <w:name w:val="footer"/>
    <w:basedOn w:val="Standard"/>
    <w:link w:val="FuzeileZchn"/>
    <w:uiPriority w:val="99"/>
    <w:unhideWhenUsed/>
    <w:rsid w:val="00DE32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E3259"/>
  </w:style>
  <w:style w:type="paragraph" w:styleId="berarbeitung">
    <w:name w:val="Revision"/>
    <w:hidden/>
    <w:uiPriority w:val="99"/>
    <w:semiHidden/>
    <w:rsid w:val="004000D5"/>
    <w:pPr>
      <w:spacing w:after="0" w:line="240" w:lineRule="auto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4000D5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4000D5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4000D5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000D5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000D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microsoft.com/office/2018/08/relationships/commentsExtensible" Target="commentsExtensible.xm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545</Words>
  <Characters>3439</Characters>
  <Application>Microsoft Office Word</Application>
  <DocSecurity>0</DocSecurity>
  <Lines>28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Gregori (s)</dc:creator>
  <cp:keywords/>
  <dc:description/>
  <cp:lastModifiedBy>Nabil Mikhael (s)</cp:lastModifiedBy>
  <cp:revision>2</cp:revision>
  <dcterms:created xsi:type="dcterms:W3CDTF">2023-12-29T09:00:00Z</dcterms:created>
  <dcterms:modified xsi:type="dcterms:W3CDTF">2023-12-29T09:00:00Z</dcterms:modified>
</cp:coreProperties>
</file>